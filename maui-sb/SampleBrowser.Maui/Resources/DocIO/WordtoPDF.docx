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xml:space="preserve">,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71234322" w:rsidR="00667E1D" w:rsidRDefault="00667E1D" w:rsidP="00667E1D">
      <w:pPr>
        <w:ind w:firstLine="720"/>
        <w:jc w:val="both"/>
      </w:pPr>
      <w:r>
        <w:t xml:space="preserve">In </w:t>
      </w:r>
      <w:r w:rsidRPr="00A84F0D">
        <w:rPr>
          <w:b/>
          <w:bCs/>
          <w:rPrChange w:id="3" w:author="Ramaraj Marimuthu" w:date="2020-12-02T13:05:00Z">
            <w:rPr/>
          </w:rPrChange>
        </w:rPr>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ins w:id="4" w:author="Ramaraj Marimuthu" w:date="2020-12-02T13:05:00Z">
        <w:r w:rsidR="00177E87">
          <w:t xml:space="preserve"> details</w:t>
        </w:r>
      </w:ins>
      <w:r>
        <w:t>.</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D84028"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otted"/>
        </w:rPr>
        <w:t>Adventure</w:t>
      </w:r>
      <w:commentRangeEnd w:id="10"/>
      <w:r w:rsidR="007B2972">
        <w:rPr>
          <w:rStyle w:val="CommentReference"/>
        </w:rPr>
        <w:commentReference w:id="10"/>
      </w:r>
      <w:r w:rsidRPr="000A543A">
        <w:rPr>
          <w:u w:val="dotted"/>
        </w:rPr>
        <w:t xml:space="preserve"> Works Cycles</w:t>
      </w:r>
      <w:r>
        <w:t xml:space="preserve">, the fictitious company on which the </w:t>
      </w:r>
      <w:proofErr w:type="spellStart"/>
      <w:r w:rsidRPr="000A543A">
        <w:rPr>
          <w:u w:val="dash"/>
        </w:rPr>
        <w:t>AdventureWorks</w:t>
      </w:r>
      <w:proofErr w:type="spellEnd"/>
      <w:r w:rsidRPr="000A543A">
        <w:rPr>
          <w:u w:val="dash"/>
        </w:rPr>
        <w:t xml:space="preserve">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 xml:space="preserve">Is this right </w:t>
      </w:r>
      <w:proofErr w:type="gramStart"/>
      <w:r>
        <w:t>product</w:t>
      </w:r>
      <w:proofErr w:type="gramEnd"/>
      <w:r>
        <w:t xml:space="preserve">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E91ED" w14:textId="77777777" w:rsidR="00D84028" w:rsidRDefault="00D84028" w:rsidP="008139AA">
      <w:r>
        <w:separator/>
      </w:r>
    </w:p>
  </w:endnote>
  <w:endnote w:type="continuationSeparator" w:id="0">
    <w:p w14:paraId="4F460011" w14:textId="77777777" w:rsidR="00D84028" w:rsidRDefault="00D84028"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2C00CF0E-6AD0-4163-815E-5101723192E1}"/>
    <w:embedBold r:id="rId2" w:fontKey="{7B315A85-65EE-4837-8AB9-9E939835D98C}"/>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74906AEA-0023-4C74-BF1D-2CF7352D037D}"/>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BF5089A0-2464-4E78-8B40-44A4B72F5C23}"/>
  </w:font>
  <w:font w:name="Cambria Math">
    <w:panose1 w:val="02040503050406030204"/>
    <w:charset w:val="00"/>
    <w:family w:val="roman"/>
    <w:pitch w:val="variable"/>
    <w:sig w:usb0="E00006FF" w:usb1="420024FF" w:usb2="02000000" w:usb3="00000000" w:csb0="0000019F" w:csb1="00000000"/>
    <w:embedRegular r:id="rId5" w:fontKey="{0EBE964F-38EB-47D0-9C43-4060D5E8D361}"/>
    <w:embedItalic r:id="rId6" w:fontKey="{1604FC96-35A4-4C2A-8BD3-6599114438A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45947" w14:textId="77777777" w:rsidR="00D84028" w:rsidRDefault="00D84028" w:rsidP="008139AA">
      <w:r>
        <w:separator/>
      </w:r>
    </w:p>
  </w:footnote>
  <w:footnote w:type="continuationSeparator" w:id="0">
    <w:p w14:paraId="1B92D887" w14:textId="77777777" w:rsidR="00D84028" w:rsidRDefault="00D84028"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4CD7"/>
    <w:rsid w:val="00525AD4"/>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openxmlformats.org/officeDocument/2006/relationships/glossaryDocument" Target="glossary/document.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A69DA"/>
    <w:rsid w:val="003E090D"/>
    <w:rsid w:val="00406136"/>
    <w:rsid w:val="00560EDF"/>
    <w:rsid w:val="008E1E52"/>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382</Words>
  <Characters>2184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Hemalatha Chiranjeevulu</cp:lastModifiedBy>
  <cp:revision>10</cp:revision>
  <dcterms:created xsi:type="dcterms:W3CDTF">2020-06-22T08:21:00Z</dcterms:created>
  <dcterms:modified xsi:type="dcterms:W3CDTF">2021-08-26T06:43:00Z</dcterms:modified>
</cp:coreProperties>
</file>